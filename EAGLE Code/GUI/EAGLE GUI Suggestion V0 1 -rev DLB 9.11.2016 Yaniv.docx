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0B039D" w14:textId="1925B506" w:rsidR="00A54952" w:rsidRDefault="0094022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9E6D76" wp14:editId="65CB8B26">
                <wp:simplePos x="0" y="0"/>
                <wp:positionH relativeFrom="column">
                  <wp:posOffset>1998133</wp:posOffset>
                </wp:positionH>
                <wp:positionV relativeFrom="paragraph">
                  <wp:posOffset>1625600</wp:posOffset>
                </wp:positionV>
                <wp:extent cx="3699934" cy="0"/>
                <wp:effectExtent l="0" t="19050" r="3429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9934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8B793C" id="Straight Connector 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35pt,128pt" to="448.7pt,1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" strokecolor="red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A24A4E" wp14:editId="4149EC81">
                <wp:simplePos x="0" y="0"/>
                <wp:positionH relativeFrom="column">
                  <wp:posOffset>3843867</wp:posOffset>
                </wp:positionH>
                <wp:positionV relativeFrom="paragraph">
                  <wp:posOffset>279399</wp:posOffset>
                </wp:positionV>
                <wp:extent cx="76200" cy="2937933"/>
                <wp:effectExtent l="19050" t="19050" r="19050" b="3429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293793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C93BD9" id="Straight Connector 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2.65pt,22pt" to="308.65pt,25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" strokecolor="red" strokeweight="3pt">
                <v:stroke joinstyle="miter"/>
              </v:line>
            </w:pict>
          </mc:Fallback>
        </mc:AlternateContent>
      </w:r>
      <w:r w:rsidR="00062B33">
        <w:rPr>
          <w:noProof/>
        </w:rPr>
        <w:drawing>
          <wp:inline distT="0" distB="0" distL="0" distR="0" wp14:anchorId="1DC0090B" wp14:editId="6B279E2B">
            <wp:extent cx="5939790" cy="4469765"/>
            <wp:effectExtent l="0" t="0" r="381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FAF6" w14:textId="77777777" w:rsidR="00940226" w:rsidRDefault="00940226"/>
    <w:p w14:paraId="47A46D1E" w14:textId="61957272" w:rsidR="00940226" w:rsidRDefault="00940226" w:rsidP="00926AA3">
      <w:pPr>
        <w:rPr>
          <w:ins w:id="0" w:author="Yariv" w:date="2016-11-10T08:34:00Z"/>
        </w:rPr>
      </w:pPr>
      <w:r w:rsidRPr="00940226">
        <w:rPr>
          <w:highlight w:val="yellow"/>
        </w:rPr>
        <w:t>Changes:</w:t>
      </w:r>
      <w:ins w:id="1" w:author="Yariv" w:date="2016-11-10T08:33:00Z">
        <w:r w:rsidR="00926AA3">
          <w:t xml:space="preserve"> </w:t>
        </w:r>
        <w:r w:rsidR="00926AA3">
          <w:rPr>
            <w:rFonts w:hint="cs"/>
          </w:rPr>
          <w:t>S</w:t>
        </w:r>
        <w:r w:rsidR="00926AA3">
          <w:t xml:space="preserve">tarting </w:t>
        </w:r>
        <w:r w:rsidR="00926AA3">
          <w:rPr>
            <w:rFonts w:hint="cs"/>
            <w:rtl/>
          </w:rPr>
          <w:t xml:space="preserve"> </w:t>
        </w:r>
        <w:r w:rsidR="00926AA3">
          <w:t xml:space="preserve"> </w:t>
        </w:r>
      </w:ins>
      <w:ins w:id="2" w:author="Yariv" w:date="2016-11-10T08:39:00Z">
        <w:r w:rsidR="0028028E">
          <w:t>Process:</w:t>
        </w:r>
      </w:ins>
    </w:p>
    <w:p w14:paraId="4AB304E8" w14:textId="33A8E323" w:rsidR="00926AA3" w:rsidRDefault="00926AA3" w:rsidP="0028028E">
      <w:pPr>
        <w:pStyle w:val="aa"/>
        <w:numPr>
          <w:ilvl w:val="0"/>
          <w:numId w:val="3"/>
        </w:numPr>
        <w:rPr>
          <w:ins w:id="3" w:author="Yariv" w:date="2016-11-10T08:46:00Z"/>
        </w:rPr>
        <w:pPrChange w:id="4" w:author="Yariv" w:date="2016-11-10T08:42:00Z">
          <w:pPr/>
        </w:pPrChange>
      </w:pPr>
      <w:ins w:id="5" w:author="Yariv" w:date="2016-11-10T08:35:00Z">
        <w:r>
          <w:t xml:space="preserve">Enter the Patient </w:t>
        </w:r>
        <w:r w:rsidR="0028028E">
          <w:t>Data</w:t>
        </w:r>
      </w:ins>
      <w:ins w:id="6" w:author="Yariv" w:date="2016-11-10T08:42:00Z">
        <w:r w:rsidR="0028028E">
          <w:t>.</w:t>
        </w:r>
      </w:ins>
    </w:p>
    <w:p w14:paraId="60DD3B7A" w14:textId="25B22FF7" w:rsidR="0028028E" w:rsidRDefault="0028028E" w:rsidP="0028028E">
      <w:pPr>
        <w:pStyle w:val="aa"/>
        <w:numPr>
          <w:ilvl w:val="0"/>
          <w:numId w:val="3"/>
        </w:numPr>
        <w:rPr>
          <w:ins w:id="7" w:author="Yariv" w:date="2016-11-10T08:40:00Z"/>
        </w:rPr>
        <w:pPrChange w:id="8" w:author="Yariv" w:date="2016-11-10T08:42:00Z">
          <w:pPr/>
        </w:pPrChange>
      </w:pPr>
      <w:ins w:id="9" w:author="Yariv" w:date="2016-11-10T08:46:00Z">
        <w:r>
          <w:t>Set the correct parameters per patina ------</w:t>
        </w:r>
        <w:r>
          <w:rPr>
            <w:rFonts w:hint="cs"/>
            <w:rtl/>
          </w:rPr>
          <w:t>איזה נתונים אנו יכולים לשנות מבחינת עוצמות תדרים וכולי?</w:t>
        </w:r>
        <w:bookmarkStart w:id="10" w:name="_GoBack"/>
        <w:bookmarkEnd w:id="10"/>
        <w:r>
          <w:t xml:space="preserve"> </w:t>
        </w:r>
      </w:ins>
    </w:p>
    <w:p w14:paraId="4C15FA6F" w14:textId="31C4F2D5" w:rsidR="0028028E" w:rsidRDefault="0028028E" w:rsidP="0028028E">
      <w:pPr>
        <w:pStyle w:val="aa"/>
        <w:numPr>
          <w:ilvl w:val="0"/>
          <w:numId w:val="3"/>
        </w:numPr>
        <w:rPr>
          <w:ins w:id="11" w:author="Yariv" w:date="2016-11-10T08:35:00Z"/>
        </w:rPr>
        <w:pPrChange w:id="12" w:author="Yariv" w:date="2016-11-10T08:41:00Z">
          <w:pPr/>
        </w:pPrChange>
      </w:pPr>
      <w:ins w:id="13" w:author="Yariv" w:date="2016-11-10T08:40:00Z">
        <w:r>
          <w:t xml:space="preserve">Canter the </w:t>
        </w:r>
      </w:ins>
      <w:ins w:id="14" w:author="Yariv" w:date="2016-11-10T08:41:00Z">
        <w:r>
          <w:t xml:space="preserve">red  cross on the </w:t>
        </w:r>
      </w:ins>
      <w:ins w:id="15" w:author="Yariv" w:date="2016-11-10T08:40:00Z">
        <w:r>
          <w:t>Pupil</w:t>
        </w:r>
      </w:ins>
      <w:ins w:id="16" w:author="Yariv" w:date="2016-11-10T08:41:00Z">
        <w:r>
          <w:t>.</w:t>
        </w:r>
      </w:ins>
    </w:p>
    <w:p w14:paraId="0A267D3E" w14:textId="58939B98" w:rsidR="00926AA3" w:rsidRDefault="00926AA3" w:rsidP="00926AA3">
      <w:pPr>
        <w:pStyle w:val="aa"/>
        <w:numPr>
          <w:ilvl w:val="0"/>
          <w:numId w:val="3"/>
        </w:numPr>
        <w:rPr>
          <w:ins w:id="17" w:author="Yariv" w:date="2016-11-10T08:36:00Z"/>
        </w:rPr>
        <w:pPrChange w:id="18" w:author="Yariv" w:date="2016-11-10T08:34:00Z">
          <w:pPr/>
        </w:pPrChange>
      </w:pPr>
      <w:ins w:id="19" w:author="Yariv" w:date="2016-11-10T08:34:00Z">
        <w:r>
          <w:t>Set the</w:t>
        </w:r>
      </w:ins>
      <w:ins w:id="20" w:author="Yariv" w:date="2016-11-10T08:36:00Z">
        <w:r>
          <w:t xml:space="preserve"> red</w:t>
        </w:r>
      </w:ins>
      <w:ins w:id="21" w:author="Yariv" w:date="2016-11-10T08:34:00Z">
        <w:r>
          <w:t xml:space="preserve"> cross to get clear</w:t>
        </w:r>
      </w:ins>
      <w:ins w:id="22" w:author="Yariv" w:date="2016-11-10T08:41:00Z">
        <w:r w:rsidR="0028028E">
          <w:t xml:space="preserve"> aye </w:t>
        </w:r>
      </w:ins>
      <w:ins w:id="23" w:author="Yariv" w:date="2016-11-10T08:34:00Z">
        <w:r>
          <w:t xml:space="preserve"> picture (Focus) </w:t>
        </w:r>
      </w:ins>
    </w:p>
    <w:p w14:paraId="71CE9A8D" w14:textId="6BDAFFC2" w:rsidR="00926AA3" w:rsidRDefault="00926AA3" w:rsidP="00926AA3">
      <w:pPr>
        <w:pStyle w:val="aa"/>
        <w:numPr>
          <w:ilvl w:val="0"/>
          <w:numId w:val="3"/>
        </w:numPr>
        <w:rPr>
          <w:ins w:id="24" w:author="Yariv" w:date="2016-11-10T08:37:00Z"/>
        </w:rPr>
        <w:pPrChange w:id="25" w:author="Yariv" w:date="2016-11-10T08:37:00Z">
          <w:pPr/>
        </w:pPrChange>
      </w:pPr>
      <w:ins w:id="26" w:author="Yariv" w:date="2016-11-10T08:36:00Z">
        <w:r>
          <w:t xml:space="preserve">Verify centering </w:t>
        </w:r>
      </w:ins>
      <w:ins w:id="27" w:author="Yariv" w:date="2016-11-10T08:37:00Z">
        <w:r>
          <w:t xml:space="preserve"> </w:t>
        </w:r>
      </w:ins>
      <w:ins w:id="28" w:author="Yariv" w:date="2016-11-10T08:36:00Z">
        <w:r>
          <w:t xml:space="preserve">yellow </w:t>
        </w:r>
      </w:ins>
      <w:ins w:id="29" w:author="Yariv" w:date="2016-11-10T08:37:00Z">
        <w:r>
          <w:t>on Limbus</w:t>
        </w:r>
      </w:ins>
    </w:p>
    <w:p w14:paraId="35432479" w14:textId="2751B62E" w:rsidR="00926AA3" w:rsidRDefault="00926AA3" w:rsidP="00926AA3">
      <w:pPr>
        <w:pStyle w:val="aa"/>
        <w:numPr>
          <w:ilvl w:val="0"/>
          <w:numId w:val="3"/>
        </w:numPr>
        <w:rPr>
          <w:ins w:id="30" w:author="Yariv" w:date="2016-11-10T08:39:00Z"/>
        </w:rPr>
        <w:pPrChange w:id="31" w:author="Yariv" w:date="2016-11-10T08:39:00Z">
          <w:pPr/>
        </w:pPrChange>
      </w:pPr>
      <w:ins w:id="32" w:author="Yariv" w:date="2016-11-10T08:38:00Z">
        <w:r>
          <w:t>Verify red circle (tr</w:t>
        </w:r>
      </w:ins>
      <w:ins w:id="33" w:author="Yariv" w:date="2016-11-10T08:39:00Z">
        <w:r>
          <w:t>eat</w:t>
        </w:r>
      </w:ins>
      <w:ins w:id="34" w:author="Yariv" w:date="2016-11-10T08:38:00Z">
        <w:r>
          <w:t xml:space="preserve">ment </w:t>
        </w:r>
      </w:ins>
      <w:ins w:id="35" w:author="Yariv" w:date="2016-11-10T08:39:00Z">
        <w:r w:rsidR="0028028E">
          <w:t>region) are clear</w:t>
        </w:r>
      </w:ins>
    </w:p>
    <w:p w14:paraId="3D54682A" w14:textId="62B37425" w:rsidR="0028028E" w:rsidRDefault="0028028E" w:rsidP="0028028E">
      <w:pPr>
        <w:pStyle w:val="aa"/>
        <w:numPr>
          <w:ilvl w:val="0"/>
          <w:numId w:val="3"/>
        </w:numPr>
        <w:rPr>
          <w:ins w:id="36" w:author="Yariv" w:date="2016-11-10T08:42:00Z"/>
        </w:rPr>
        <w:pPrChange w:id="37" w:author="Yariv" w:date="2016-11-10T08:42:00Z">
          <w:pPr/>
        </w:pPrChange>
      </w:pPr>
      <w:ins w:id="38" w:author="Yariv" w:date="2016-11-10T08:40:00Z">
        <w:r>
          <w:t xml:space="preserve">Start the lasing </w:t>
        </w:r>
      </w:ins>
      <w:ins w:id="39" w:author="Yariv" w:date="2016-11-10T08:42:00Z">
        <w:r>
          <w:t>process</w:t>
        </w:r>
      </w:ins>
    </w:p>
    <w:p w14:paraId="3BC3D447" w14:textId="53AAF747" w:rsidR="0028028E" w:rsidRDefault="0028028E" w:rsidP="0028028E">
      <w:pPr>
        <w:pStyle w:val="aa"/>
        <w:numPr>
          <w:ilvl w:val="0"/>
          <w:numId w:val="3"/>
        </w:numPr>
        <w:rPr>
          <w:ins w:id="40" w:author="Yariv" w:date="2016-11-10T08:40:00Z"/>
        </w:rPr>
        <w:pPrChange w:id="41" w:author="Yariv" w:date="2016-11-10T08:42:00Z">
          <w:pPr/>
        </w:pPrChange>
      </w:pPr>
      <w:ins w:id="42" w:author="Yariv" w:date="2016-11-10T08:43:00Z">
        <w:r>
          <w:t>For second process act according all above.</w:t>
        </w:r>
      </w:ins>
    </w:p>
    <w:p w14:paraId="097AEE55" w14:textId="77777777" w:rsidR="0028028E" w:rsidRDefault="0028028E" w:rsidP="00926AA3">
      <w:pPr>
        <w:pStyle w:val="aa"/>
        <w:numPr>
          <w:ilvl w:val="0"/>
          <w:numId w:val="3"/>
        </w:numPr>
        <w:pPrChange w:id="43" w:author="Yariv" w:date="2016-11-10T08:39:00Z">
          <w:pPr/>
        </w:pPrChange>
      </w:pPr>
    </w:p>
    <w:p w14:paraId="09FAE6BA" w14:textId="2176F98B" w:rsidR="00940226" w:rsidRPr="00940226" w:rsidRDefault="00940226" w:rsidP="00940226">
      <w:pPr>
        <w:pStyle w:val="aa"/>
        <w:numPr>
          <w:ilvl w:val="0"/>
          <w:numId w:val="1"/>
        </w:numPr>
        <w:rPr>
          <w:highlight w:val="yellow"/>
        </w:rPr>
      </w:pPr>
      <w:r>
        <w:t xml:space="preserve"> </w:t>
      </w:r>
      <w:r w:rsidRPr="00940226">
        <w:rPr>
          <w:highlight w:val="yellow"/>
        </w:rPr>
        <w:t>Central cross to roughly align pupil</w:t>
      </w:r>
    </w:p>
    <w:p w14:paraId="38549F7B" w14:textId="54C54153" w:rsidR="00940226" w:rsidRPr="00940226" w:rsidRDefault="00940226" w:rsidP="00940226">
      <w:pPr>
        <w:pStyle w:val="aa"/>
        <w:numPr>
          <w:ilvl w:val="0"/>
          <w:numId w:val="1"/>
        </w:numPr>
        <w:rPr>
          <w:highlight w:val="yellow"/>
        </w:rPr>
      </w:pPr>
      <w:r w:rsidRPr="00940226">
        <w:rPr>
          <w:highlight w:val="yellow"/>
        </w:rPr>
        <w:t xml:space="preserve">Yellow boxes on SW limbus </w:t>
      </w:r>
    </w:p>
    <w:p w14:paraId="6C500463" w14:textId="2E67F4A1" w:rsidR="00940226" w:rsidRDefault="00940226" w:rsidP="00940226">
      <w:pPr>
        <w:pStyle w:val="aa"/>
        <w:numPr>
          <w:ilvl w:val="0"/>
          <w:numId w:val="1"/>
        </w:numPr>
        <w:rPr>
          <w:highlight w:val="yellow"/>
        </w:rPr>
      </w:pPr>
      <w:r w:rsidRPr="00940226">
        <w:rPr>
          <w:highlight w:val="yellow"/>
        </w:rPr>
        <w:t xml:space="preserve">Spelling:  device, treated, </w:t>
      </w:r>
    </w:p>
    <w:p w14:paraId="71CA799F" w14:textId="73D4B2E9" w:rsidR="00D3405A" w:rsidRDefault="00D3405A" w:rsidP="00233CA9">
      <w:pPr>
        <w:pStyle w:val="aa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Add tags to shapes:  red circle – treatment region, yellow rectangles – ranging beams</w:t>
      </w:r>
    </w:p>
    <w:p w14:paraId="41E09D3D" w14:textId="67001E74" w:rsidR="00233CA9" w:rsidRPr="00233CA9" w:rsidRDefault="00233CA9" w:rsidP="00233CA9">
      <w:pPr>
        <w:pStyle w:val="aa"/>
        <w:rPr>
          <w:highlight w:val="magenta"/>
        </w:rPr>
      </w:pPr>
      <w:r w:rsidRPr="00233CA9">
        <w:rPr>
          <w:highlight w:val="magenta"/>
        </w:rPr>
        <w:t>“Focusing Beams” is clearer</w:t>
      </w:r>
    </w:p>
    <w:p w14:paraId="55E94D57" w14:textId="7BACF60D" w:rsidR="000611BD" w:rsidRPr="00233CA9" w:rsidRDefault="000611BD" w:rsidP="00940226">
      <w:pPr>
        <w:pStyle w:val="aa"/>
        <w:numPr>
          <w:ilvl w:val="0"/>
          <w:numId w:val="1"/>
        </w:numPr>
        <w:rPr>
          <w:highlight w:val="magenta"/>
        </w:rPr>
      </w:pPr>
      <w:r w:rsidRPr="00233CA9">
        <w:rPr>
          <w:highlight w:val="magenta"/>
        </w:rPr>
        <w:t xml:space="preserve">Patient name </w:t>
      </w:r>
      <w:r w:rsidRPr="00233CA9">
        <w:rPr>
          <w:highlight w:val="magenta"/>
        </w:rPr>
        <w:sym w:font="Symbol" w:char="F0AE"/>
      </w:r>
      <w:r w:rsidRPr="00233CA9">
        <w:rPr>
          <w:highlight w:val="magenta"/>
        </w:rPr>
        <w:t xml:space="preserve"> Patient Number</w:t>
      </w:r>
    </w:p>
    <w:p w14:paraId="4941C846" w14:textId="0C7D46AD" w:rsidR="000611BD" w:rsidRPr="00233CA9" w:rsidRDefault="000611BD" w:rsidP="00940226">
      <w:pPr>
        <w:pStyle w:val="aa"/>
        <w:numPr>
          <w:ilvl w:val="0"/>
          <w:numId w:val="1"/>
        </w:numPr>
        <w:rPr>
          <w:highlight w:val="magenta"/>
        </w:rPr>
      </w:pPr>
      <w:r w:rsidRPr="00233CA9">
        <w:rPr>
          <w:highlight w:val="magenta"/>
        </w:rPr>
        <w:lastRenderedPageBreak/>
        <w:t>Age – not required</w:t>
      </w:r>
    </w:p>
    <w:p w14:paraId="3E278099" w14:textId="31557C7F" w:rsidR="000611BD" w:rsidRDefault="000611BD" w:rsidP="00940226">
      <w:pPr>
        <w:pStyle w:val="aa"/>
        <w:numPr>
          <w:ilvl w:val="0"/>
          <w:numId w:val="1"/>
        </w:numPr>
        <w:rPr>
          <w:highlight w:val="magenta"/>
        </w:rPr>
      </w:pPr>
      <w:r w:rsidRPr="00233CA9">
        <w:rPr>
          <w:highlight w:val="magenta"/>
        </w:rPr>
        <w:t xml:space="preserve">What do you mean “clinical state”? </w:t>
      </w:r>
    </w:p>
    <w:p w14:paraId="16F51216" w14:textId="2D2E473F" w:rsidR="00233CA9" w:rsidRDefault="00233CA9" w:rsidP="00233CA9">
      <w:pPr>
        <w:pStyle w:val="aa"/>
        <w:numPr>
          <w:ilvl w:val="0"/>
          <w:numId w:val="1"/>
        </w:numPr>
        <w:rPr>
          <w:highlight w:val="magenta"/>
        </w:rPr>
      </w:pPr>
      <w:r>
        <w:rPr>
          <w:highlight w:val="magenta"/>
        </w:rPr>
        <w:t xml:space="preserve">Buttons: </w:t>
      </w:r>
      <w:r w:rsidR="0060280B">
        <w:rPr>
          <w:highlight w:val="magenta"/>
        </w:rPr>
        <w:t>“Begin New Procedure”</w:t>
      </w:r>
    </w:p>
    <w:p w14:paraId="4D92BF79" w14:textId="2C1AF0D7" w:rsidR="004C5A64" w:rsidRDefault="004C5A64" w:rsidP="00233CA9">
      <w:pPr>
        <w:pStyle w:val="aa"/>
        <w:numPr>
          <w:ilvl w:val="0"/>
          <w:numId w:val="1"/>
        </w:numPr>
        <w:rPr>
          <w:highlight w:val="magenta"/>
        </w:rPr>
      </w:pPr>
      <w:r>
        <w:rPr>
          <w:highlight w:val="magenta"/>
        </w:rPr>
        <w:t>When recording – the Record button should be red</w:t>
      </w:r>
    </w:p>
    <w:p w14:paraId="1F2909C9" w14:textId="77777777" w:rsidR="00233CA9" w:rsidRPr="00233CA9" w:rsidRDefault="00233CA9" w:rsidP="00233CA9">
      <w:pPr>
        <w:pStyle w:val="aa"/>
        <w:rPr>
          <w:highlight w:val="magenta"/>
        </w:rPr>
      </w:pPr>
    </w:p>
    <w:p w14:paraId="1796425E" w14:textId="033333BD" w:rsidR="00D3405A" w:rsidRDefault="000971EF" w:rsidP="00D3405A">
      <w:pPr>
        <w:pStyle w:val="aa"/>
        <w:rPr>
          <w:highlight w:val="magenta"/>
        </w:rPr>
      </w:pPr>
      <w:r w:rsidRPr="000971EF">
        <w:rPr>
          <w:highlight w:val="magenta"/>
        </w:rPr>
        <w:t>Some examples for screens in ophthalmic devices:</w:t>
      </w:r>
    </w:p>
    <w:p w14:paraId="7C2BFE57" w14:textId="649F2F3C" w:rsidR="00735C6D" w:rsidRDefault="00735C6D" w:rsidP="00735C6D">
      <w:pPr>
        <w:pStyle w:val="aa"/>
        <w:rPr>
          <w:highlight w:val="magenta"/>
        </w:rPr>
      </w:pPr>
      <w:r>
        <w:rPr>
          <w:highlight w:val="magenta"/>
        </w:rPr>
        <w:t xml:space="preserve">It seems that when an image of the eye is on screen – a black background is used. </w:t>
      </w:r>
    </w:p>
    <w:p w14:paraId="570F162B" w14:textId="05E87454" w:rsidR="00233CA9" w:rsidRDefault="006B2682" w:rsidP="00D3405A">
      <w:pPr>
        <w:pStyle w:val="aa"/>
        <w:rPr>
          <w:highlight w:val="yellow"/>
        </w:rPr>
      </w:pPr>
      <w:r w:rsidRPr="006B2682">
        <w:rPr>
          <w:noProof/>
          <w:highlight w:val="yellow"/>
        </w:rPr>
        <w:drawing>
          <wp:anchor distT="0" distB="0" distL="114300" distR="114300" simplePos="0" relativeHeight="251666432" behindDoc="1" locked="0" layoutInCell="1" allowOverlap="1" wp14:anchorId="715095C1" wp14:editId="57292810">
            <wp:simplePos x="0" y="0"/>
            <wp:positionH relativeFrom="column">
              <wp:posOffset>3695700</wp:posOffset>
            </wp:positionH>
            <wp:positionV relativeFrom="paragraph">
              <wp:posOffset>0</wp:posOffset>
            </wp:positionV>
            <wp:extent cx="2857500" cy="2827020"/>
            <wp:effectExtent l="0" t="0" r="0" b="0"/>
            <wp:wrapTight wrapText="bothSides">
              <wp:wrapPolygon edited="0">
                <wp:start x="0" y="0"/>
                <wp:lineTo x="0" y="21396"/>
                <wp:lineTo x="21456" y="21396"/>
                <wp:lineTo x="21456" y="0"/>
                <wp:lineTo x="0" y="0"/>
              </wp:wrapPolygon>
            </wp:wrapTight>
            <wp:docPr id="18" name="Picture 18" descr="http://img.medicalexpo.com/images_me/photo-m2/71174-5716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.medicalexpo.com/images_me/photo-m2/71174-571644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3CA9" w:rsidRPr="00233CA9">
        <w:rPr>
          <w:noProof/>
          <w:highlight w:val="yellow"/>
        </w:rPr>
        <w:drawing>
          <wp:anchor distT="0" distB="0" distL="114300" distR="114300" simplePos="0" relativeHeight="251665408" behindDoc="1" locked="0" layoutInCell="1" allowOverlap="1" wp14:anchorId="3E8ACC29" wp14:editId="620E6DB3">
            <wp:simplePos x="0" y="0"/>
            <wp:positionH relativeFrom="column">
              <wp:posOffset>86995</wp:posOffset>
            </wp:positionH>
            <wp:positionV relativeFrom="paragraph">
              <wp:posOffset>-543560</wp:posOffset>
            </wp:positionV>
            <wp:extent cx="2926080" cy="4013835"/>
            <wp:effectExtent l="8572" t="0" r="0" b="0"/>
            <wp:wrapTight wrapText="bothSides">
              <wp:wrapPolygon edited="0">
                <wp:start x="63" y="21646"/>
                <wp:lineTo x="21438" y="21646"/>
                <wp:lineTo x="21438" y="118"/>
                <wp:lineTo x="63" y="118"/>
                <wp:lineTo x="63" y="21646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26080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72367F" w14:textId="684DA60F" w:rsidR="00577150" w:rsidRDefault="00577150" w:rsidP="006B2682">
      <w:pPr>
        <w:pStyle w:val="aa"/>
        <w:rPr>
          <w:highlight w:val="yellow"/>
        </w:rPr>
      </w:pPr>
    </w:p>
    <w:tbl>
      <w:tblPr>
        <w:tblStyle w:val="ab"/>
        <w:tblW w:w="0" w:type="auto"/>
        <w:tblInd w:w="-714" w:type="dxa"/>
        <w:tblLook w:val="04A0" w:firstRow="1" w:lastRow="0" w:firstColumn="1" w:lastColumn="0" w:noHBand="0" w:noVBand="1"/>
      </w:tblPr>
      <w:tblGrid>
        <w:gridCol w:w="5324"/>
        <w:gridCol w:w="4740"/>
      </w:tblGrid>
      <w:tr w:rsidR="000971EF" w14:paraId="1F5F41D3" w14:textId="77777777" w:rsidTr="000971EF">
        <w:tc>
          <w:tcPr>
            <w:tcW w:w="5324" w:type="dxa"/>
          </w:tcPr>
          <w:p w14:paraId="16000017" w14:textId="01D8030E" w:rsidR="000971EF" w:rsidRDefault="000971EF" w:rsidP="00577150">
            <w:pPr>
              <w:pStyle w:val="aa"/>
              <w:ind w:left="0"/>
              <w:rPr>
                <w:highlight w:val="magenta"/>
              </w:rPr>
            </w:pPr>
            <w:r>
              <w:rPr>
                <w:noProof/>
                <w:highlight w:val="magenta"/>
              </w:rPr>
              <w:drawing>
                <wp:inline distT="0" distB="0" distL="0" distR="0" wp14:anchorId="11FCC404" wp14:editId="194EDF44">
                  <wp:extent cx="3243580" cy="33591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3580" cy="3359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</w:tcPr>
          <w:p w14:paraId="19103F76" w14:textId="721062B2" w:rsidR="000971EF" w:rsidRDefault="000971EF" w:rsidP="00577150">
            <w:pPr>
              <w:pStyle w:val="aa"/>
              <w:ind w:left="0"/>
              <w:rPr>
                <w:highlight w:val="magenta"/>
              </w:rPr>
            </w:pPr>
            <w:r>
              <w:object w:dxaOrig="4188" w:dyaOrig="3108" w14:anchorId="509EAAE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9.25pt;height:155.25pt" o:ole="">
                  <v:imagedata r:id="rId9" o:title=""/>
                </v:shape>
                <o:OLEObject Type="Embed" ProgID="PBrush" ShapeID="_x0000_i1025" DrawAspect="Content" ObjectID="_1540272779" r:id="rId10"/>
              </w:object>
            </w:r>
          </w:p>
        </w:tc>
      </w:tr>
    </w:tbl>
    <w:p w14:paraId="7B781F83" w14:textId="77777777" w:rsidR="000971EF" w:rsidRPr="00577150" w:rsidRDefault="000971EF" w:rsidP="00577150">
      <w:pPr>
        <w:pStyle w:val="aa"/>
        <w:rPr>
          <w:highlight w:val="magenta"/>
        </w:rPr>
      </w:pPr>
    </w:p>
    <w:p w14:paraId="79A738A0" w14:textId="6C21DE7D" w:rsidR="000971EF" w:rsidRDefault="000971EF">
      <w:r>
        <w:rPr>
          <w:noProof/>
        </w:rPr>
        <w:lastRenderedPageBreak/>
        <w:drawing>
          <wp:inline distT="0" distB="0" distL="0" distR="0" wp14:anchorId="747398DE" wp14:editId="0DCC27DC">
            <wp:extent cx="5935980" cy="39547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5CF8" w14:textId="57CD2418" w:rsidR="000971EF" w:rsidRDefault="006B2682" w:rsidP="006B2682">
      <w:r w:rsidRPr="006B2682">
        <w:rPr>
          <w:noProof/>
        </w:rPr>
        <w:drawing>
          <wp:anchor distT="0" distB="0" distL="114300" distR="114300" simplePos="0" relativeHeight="251664384" behindDoc="1" locked="0" layoutInCell="1" allowOverlap="1" wp14:anchorId="67F37C93" wp14:editId="21939A92">
            <wp:simplePos x="0" y="0"/>
            <wp:positionH relativeFrom="column">
              <wp:posOffset>2849880</wp:posOffset>
            </wp:positionH>
            <wp:positionV relativeFrom="paragraph">
              <wp:posOffset>434340</wp:posOffset>
            </wp:positionV>
            <wp:extent cx="3413760" cy="2560320"/>
            <wp:effectExtent l="0" t="0" r="0" b="0"/>
            <wp:wrapTight wrapText="bothSides">
              <wp:wrapPolygon edited="0">
                <wp:start x="0" y="0"/>
                <wp:lineTo x="0" y="21375"/>
                <wp:lineTo x="21455" y="21375"/>
                <wp:lineTo x="21455" y="0"/>
                <wp:lineTo x="0" y="0"/>
              </wp:wrapPolygon>
            </wp:wrapTight>
            <wp:docPr id="17" name="Picture 17" descr="retinal imaging techn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tinal imaging technolog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B2682">
        <w:rPr>
          <w:noProof/>
        </w:rPr>
        <w:drawing>
          <wp:inline distT="0" distB="0" distL="0" distR="0" wp14:anchorId="7A5680AA" wp14:editId="05D64A1E">
            <wp:extent cx="2596833" cy="3352800"/>
            <wp:effectExtent l="0" t="0" r="0" b="0"/>
            <wp:docPr id="16" name="Picture 16" descr="http://www.ophthalmic-devices.com/uploads/1/5/2/6/15261258/s915178169464966454_p11_i1_w3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ophthalmic-devices.com/uploads/1/5/2/6/15261258/s915178169464966454_p11_i1_w360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717" cy="335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2682">
        <w:t xml:space="preserve"> </w:t>
      </w:r>
    </w:p>
    <w:p w14:paraId="60F2C9AC" w14:textId="77777777" w:rsidR="006B2682" w:rsidRDefault="006B2682"/>
    <w:p w14:paraId="5D2FBFD9" w14:textId="77777777" w:rsidR="006B2682" w:rsidRDefault="006B2682"/>
    <w:p w14:paraId="0BDFC50C" w14:textId="77777777" w:rsidR="006B2682" w:rsidRDefault="006B2682"/>
    <w:p w14:paraId="22970F57" w14:textId="6328262C" w:rsidR="006B2682" w:rsidRDefault="006B2682" w:rsidP="006B2682">
      <w:r w:rsidRPr="006B2682">
        <w:rPr>
          <w:noProof/>
        </w:rPr>
        <w:drawing>
          <wp:inline distT="0" distB="0" distL="0" distR="0" wp14:anchorId="7C1B6620" wp14:editId="06E073BF">
            <wp:extent cx="3048000" cy="3048000"/>
            <wp:effectExtent l="0" t="0" r="0" b="0"/>
            <wp:docPr id="19" name="Picture 19" descr="http://www.ophthalmic-devices.com/uploads/1/5/2/6/15261258/s915178169464966454_p50_i1_w3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ophthalmic-devices.com/uploads/1/5/2/6/15261258/s915178169464966454_p50_i1_w32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7" r="22503"/>
                    <a:stretch/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2682">
        <w:t xml:space="preserve"> </w:t>
      </w:r>
      <w:r w:rsidRPr="006B2682">
        <w:rPr>
          <w:noProof/>
        </w:rPr>
        <w:drawing>
          <wp:inline distT="0" distB="0" distL="0" distR="0" wp14:anchorId="41D73620" wp14:editId="58A23DC2">
            <wp:extent cx="2430780" cy="2857500"/>
            <wp:effectExtent l="0" t="0" r="7620" b="0"/>
            <wp:docPr id="20" name="Picture 20" descr="http://img.medicalexpo.com/images_me/photo-m2/77872-8747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.medicalexpo.com/images_me/photo-m2/77872-874739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43601" w14:textId="77777777" w:rsidR="006B2682" w:rsidRDefault="006B2682"/>
    <w:p w14:paraId="26087D16" w14:textId="77777777" w:rsidR="006B2682" w:rsidRDefault="006B2682"/>
    <w:p w14:paraId="2EB37BBA" w14:textId="77777777" w:rsidR="006B2682" w:rsidRDefault="006B2682"/>
    <w:p w14:paraId="369E5408" w14:textId="77777777" w:rsidR="006B2682" w:rsidRDefault="006B2682"/>
    <w:p w14:paraId="48966D16" w14:textId="77777777" w:rsidR="00062B33" w:rsidRDefault="00062B33">
      <w:r>
        <w:rPr>
          <w:noProof/>
        </w:rPr>
        <w:lastRenderedPageBreak/>
        <w:drawing>
          <wp:inline distT="0" distB="0" distL="0" distR="0" wp14:anchorId="69EBDA25" wp14:editId="181CA778">
            <wp:extent cx="5939790" cy="444754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B0AB" w14:textId="52F8D40E" w:rsidR="00062B33" w:rsidRDefault="00062B33"/>
    <w:p w14:paraId="2EEC08D6" w14:textId="3380CE10" w:rsidR="00987375" w:rsidRDefault="00987375">
      <w:r w:rsidRPr="004C5A64">
        <w:rPr>
          <w:highlight w:val="magenta"/>
        </w:rPr>
        <w:t>No need to elaborate on patient. Only number. All other info is in the patient’s file.</w:t>
      </w:r>
      <w:r>
        <w:t xml:space="preserve"> </w:t>
      </w:r>
    </w:p>
    <w:p w14:paraId="6F6E11FA" w14:textId="7AC897DB" w:rsidR="00987375" w:rsidRDefault="00987375">
      <w:r>
        <w:t xml:space="preserve"> </w:t>
      </w:r>
    </w:p>
    <w:p w14:paraId="32FD7B7F" w14:textId="77777777" w:rsidR="00062B33" w:rsidRDefault="00062B33">
      <w:r>
        <w:rPr>
          <w:noProof/>
        </w:rPr>
        <w:lastRenderedPageBreak/>
        <w:drawing>
          <wp:inline distT="0" distB="0" distL="0" distR="0" wp14:anchorId="1E515AE5" wp14:editId="3218D4CA">
            <wp:extent cx="5932805" cy="44551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75C7" w14:textId="77777777" w:rsidR="00062B33" w:rsidRDefault="00062B33"/>
    <w:p w14:paraId="42E3723F" w14:textId="7B4178AC" w:rsidR="00860A5D" w:rsidRPr="00860A5D" w:rsidRDefault="00860A5D" w:rsidP="00860A5D">
      <w:pPr>
        <w:pStyle w:val="aa"/>
        <w:numPr>
          <w:ilvl w:val="0"/>
          <w:numId w:val="2"/>
        </w:numPr>
        <w:rPr>
          <w:highlight w:val="yellow"/>
        </w:rPr>
      </w:pPr>
      <w:r>
        <w:t xml:space="preserve"> </w:t>
      </w:r>
      <w:r w:rsidRPr="00860A5D">
        <w:rPr>
          <w:highlight w:val="yellow"/>
        </w:rPr>
        <w:t xml:space="preserve">Step 1:  “Align cross </w:t>
      </w:r>
      <w:r w:rsidRPr="004C5A64">
        <w:rPr>
          <w:strike/>
          <w:highlight w:val="magenta"/>
        </w:rPr>
        <w:t xml:space="preserve">hairs </w:t>
      </w:r>
      <w:r w:rsidRPr="00860A5D">
        <w:rPr>
          <w:highlight w:val="yellow"/>
        </w:rPr>
        <w:t>to center of pupil”.  When software agrees that it is aligned, then light the triangulation beams.</w:t>
      </w:r>
    </w:p>
    <w:p w14:paraId="66A8E8BE" w14:textId="6E163D31" w:rsidR="004C5A64" w:rsidRDefault="00860A5D" w:rsidP="00C2467B">
      <w:pPr>
        <w:pStyle w:val="aa"/>
        <w:numPr>
          <w:ilvl w:val="0"/>
          <w:numId w:val="2"/>
        </w:numPr>
        <w:rPr>
          <w:highlight w:val="yellow"/>
        </w:rPr>
      </w:pPr>
      <w:r w:rsidRPr="00860A5D">
        <w:rPr>
          <w:highlight w:val="yellow"/>
        </w:rPr>
        <w:t xml:space="preserve">Step 2:  “Overlap </w:t>
      </w:r>
      <w:r w:rsidRPr="004C5A64">
        <w:rPr>
          <w:strike/>
          <w:highlight w:val="magenta"/>
        </w:rPr>
        <w:t xml:space="preserve">ranging </w:t>
      </w:r>
      <w:r w:rsidR="004C5A64">
        <w:rPr>
          <w:highlight w:val="yellow"/>
        </w:rPr>
        <w:t xml:space="preserve"> </w:t>
      </w:r>
      <w:r w:rsidR="00C2467B">
        <w:rPr>
          <w:highlight w:val="magenta"/>
        </w:rPr>
        <w:t>F</w:t>
      </w:r>
      <w:r w:rsidR="004C5A64" w:rsidRPr="004C5A64">
        <w:rPr>
          <w:highlight w:val="magenta"/>
        </w:rPr>
        <w:t xml:space="preserve">ocus </w:t>
      </w:r>
      <w:r w:rsidR="00C2467B">
        <w:rPr>
          <w:highlight w:val="magenta"/>
        </w:rPr>
        <w:t>B</w:t>
      </w:r>
      <w:r w:rsidRPr="00860A5D">
        <w:rPr>
          <w:highlight w:val="yellow"/>
        </w:rPr>
        <w:t xml:space="preserve">eams to </w:t>
      </w:r>
      <w:r w:rsidRPr="00D16AC0">
        <w:rPr>
          <w:strike/>
          <w:highlight w:val="yellow"/>
        </w:rPr>
        <w:t>e</w:t>
      </w:r>
      <w:r w:rsidR="004C5A64" w:rsidRPr="00D16AC0">
        <w:rPr>
          <w:strike/>
          <w:highlight w:val="yellow"/>
        </w:rPr>
        <w:t>dge of limbus</w:t>
      </w:r>
      <w:r w:rsidR="004C5A64">
        <w:rPr>
          <w:highlight w:val="yellow"/>
        </w:rPr>
        <w:t xml:space="preserve"> </w:t>
      </w:r>
      <w:r w:rsidR="00D16AC0">
        <w:rPr>
          <w:highlight w:val="yellow"/>
        </w:rPr>
        <w:t xml:space="preserve">the </w:t>
      </w:r>
      <w:r w:rsidR="00D16AC0" w:rsidRPr="00D16AC0">
        <w:rPr>
          <w:highlight w:val="magenta"/>
        </w:rPr>
        <w:t xml:space="preserve">yellow square </w:t>
      </w:r>
      <w:r w:rsidR="004C5A64">
        <w:rPr>
          <w:highlight w:val="yellow"/>
        </w:rPr>
        <w:t>(</w:t>
      </w:r>
      <w:r w:rsidR="004C5A64" w:rsidRPr="00D16AC0">
        <w:rPr>
          <w:strike/>
          <w:highlight w:val="yellow"/>
        </w:rPr>
        <w:t>treatment point</w:t>
      </w:r>
      <w:r w:rsidR="004C5A64">
        <w:rPr>
          <w:highlight w:val="yellow"/>
        </w:rPr>
        <w:t xml:space="preserve">). </w:t>
      </w:r>
    </w:p>
    <w:p w14:paraId="2694FD29" w14:textId="1C586D57" w:rsidR="004C5A64" w:rsidRDefault="009E475B" w:rsidP="004C5A64">
      <w:pPr>
        <w:pStyle w:val="aa"/>
        <w:rPr>
          <w:highlight w:val="yellow"/>
        </w:rPr>
      </w:pPr>
      <w:r>
        <w:rPr>
          <w:highlight w:val="magenta"/>
        </w:rPr>
        <w:t>“</w:t>
      </w:r>
      <w:r w:rsidR="004C5A64" w:rsidRPr="004C5A64">
        <w:rPr>
          <w:highlight w:val="magenta"/>
        </w:rPr>
        <w:t>Note: you</w:t>
      </w:r>
      <w:r w:rsidR="00860A5D" w:rsidRPr="004C5A64">
        <w:rPr>
          <w:highlight w:val="magenta"/>
        </w:rPr>
        <w:t xml:space="preserve"> </w:t>
      </w:r>
      <w:r w:rsidR="00860A5D" w:rsidRPr="00860A5D">
        <w:rPr>
          <w:highlight w:val="yellow"/>
        </w:rPr>
        <w:t>may move pupil slightly off center</w:t>
      </w:r>
      <w:r w:rsidR="004C5A64">
        <w:rPr>
          <w:highlight w:val="yellow"/>
        </w:rPr>
        <w:t xml:space="preserve"> </w:t>
      </w:r>
      <w:r w:rsidR="004C5A64" w:rsidRPr="004C5A64">
        <w:rPr>
          <w:highlight w:val="magenta"/>
        </w:rPr>
        <w:t>of cross</w:t>
      </w:r>
      <w:r w:rsidR="00860A5D" w:rsidRPr="00860A5D">
        <w:rPr>
          <w:highlight w:val="yellow"/>
        </w:rPr>
        <w:t>.”</w:t>
      </w:r>
      <w:r>
        <w:rPr>
          <w:highlight w:val="yellow"/>
        </w:rPr>
        <w:t xml:space="preserve"> </w:t>
      </w:r>
    </w:p>
    <w:p w14:paraId="587E2AEC" w14:textId="3CC0DAB2" w:rsidR="00860A5D" w:rsidRDefault="00860A5D" w:rsidP="004C5A64">
      <w:pPr>
        <w:pStyle w:val="aa"/>
        <w:rPr>
          <w:highlight w:val="yellow"/>
        </w:rPr>
      </w:pPr>
      <w:r>
        <w:rPr>
          <w:highlight w:val="yellow"/>
        </w:rPr>
        <w:t>When software agrees that it is aligned, then light treatment aiming beam.</w:t>
      </w:r>
    </w:p>
    <w:p w14:paraId="539DF282" w14:textId="488D0223" w:rsidR="00860A5D" w:rsidRPr="007C79AA" w:rsidRDefault="00860A5D" w:rsidP="00D16AC0">
      <w:pPr>
        <w:pStyle w:val="aa"/>
        <w:numPr>
          <w:ilvl w:val="0"/>
          <w:numId w:val="2"/>
        </w:numPr>
        <w:ind w:left="360"/>
        <w:rPr>
          <w:highlight w:val="yellow"/>
        </w:rPr>
      </w:pPr>
      <w:r w:rsidRPr="007C79AA">
        <w:rPr>
          <w:highlight w:val="yellow"/>
        </w:rPr>
        <w:t xml:space="preserve">Step 3:  “Verify treatment zone </w:t>
      </w:r>
      <w:r w:rsidR="00BA2426" w:rsidRPr="00BA2426">
        <w:rPr>
          <w:highlight w:val="magenta"/>
        </w:rPr>
        <w:t>(red circle)</w:t>
      </w:r>
      <w:r w:rsidR="00BA2426">
        <w:rPr>
          <w:highlight w:val="yellow"/>
        </w:rPr>
        <w:t xml:space="preserve"> </w:t>
      </w:r>
      <w:r w:rsidR="007C79AA" w:rsidRPr="007C79AA">
        <w:rPr>
          <w:highlight w:val="yellow"/>
        </w:rPr>
        <w:t>by push</w:t>
      </w:r>
      <w:r w:rsidR="00D16AC0">
        <w:rPr>
          <w:highlight w:val="yellow"/>
        </w:rPr>
        <w:t>ing</w:t>
      </w:r>
      <w:r w:rsidR="007C79AA" w:rsidRPr="007C79AA">
        <w:rPr>
          <w:highlight w:val="yellow"/>
        </w:rPr>
        <w:t xml:space="preserve"> the “</w:t>
      </w:r>
      <w:r w:rsidR="00D16AC0">
        <w:rPr>
          <w:highlight w:val="yellow"/>
        </w:rPr>
        <w:t>R</w:t>
      </w:r>
      <w:r w:rsidR="007C79AA" w:rsidRPr="007C79AA">
        <w:rPr>
          <w:highlight w:val="yellow"/>
        </w:rPr>
        <w:t>eady” button</w:t>
      </w:r>
      <w:r w:rsidR="007C79AA">
        <w:rPr>
          <w:highlight w:val="yellow"/>
        </w:rPr>
        <w:t xml:space="preserve"> </w:t>
      </w:r>
      <w:r w:rsidRPr="007C79AA">
        <w:rPr>
          <w:highlight w:val="yellow"/>
        </w:rPr>
        <w:t xml:space="preserve">or </w:t>
      </w:r>
      <w:r w:rsidRPr="007C79AA">
        <w:rPr>
          <w:strike/>
          <w:highlight w:val="yellow"/>
        </w:rPr>
        <w:t>change</w:t>
      </w:r>
      <w:r w:rsidR="007C79AA" w:rsidRPr="007C79AA">
        <w:rPr>
          <w:highlight w:val="yellow"/>
        </w:rPr>
        <w:t xml:space="preserve"> </w:t>
      </w:r>
      <w:r w:rsidR="007C79AA" w:rsidRPr="007C79AA">
        <w:rPr>
          <w:highlight w:val="magenta"/>
        </w:rPr>
        <w:t>Edit Treatment</w:t>
      </w:r>
      <w:r w:rsidRPr="007C79AA">
        <w:rPr>
          <w:highlight w:val="yellow"/>
        </w:rPr>
        <w:t>”</w:t>
      </w:r>
      <w:r w:rsidR="00BA2426" w:rsidRPr="00BA2426">
        <w:rPr>
          <w:highlight w:val="magenta"/>
        </w:rPr>
        <w:t xml:space="preserve"> </w:t>
      </w:r>
      <w:r w:rsidR="00BA2426">
        <w:rPr>
          <w:highlight w:val="magenta"/>
        </w:rPr>
        <w:t>The other devices use “Standby” buttons instead of “ready”.</w:t>
      </w:r>
    </w:p>
    <w:p w14:paraId="26AE792F" w14:textId="77777777" w:rsidR="00D16AC0" w:rsidRDefault="00860A5D" w:rsidP="00D16AC0">
      <w:pPr>
        <w:pStyle w:val="aa"/>
        <w:numPr>
          <w:ilvl w:val="0"/>
          <w:numId w:val="2"/>
        </w:numPr>
        <w:rPr>
          <w:highlight w:val="magenta"/>
        </w:rPr>
      </w:pPr>
      <w:r>
        <w:rPr>
          <w:highlight w:val="yellow"/>
        </w:rPr>
        <w:t xml:space="preserve">Step 4: </w:t>
      </w:r>
      <w:r w:rsidR="00D16AC0">
        <w:rPr>
          <w:highlight w:val="yellow"/>
        </w:rPr>
        <w:t xml:space="preserve">push the </w:t>
      </w:r>
      <w:r>
        <w:rPr>
          <w:highlight w:val="yellow"/>
        </w:rPr>
        <w:t>“Treat</w:t>
      </w:r>
      <w:r w:rsidRPr="000670BD">
        <w:rPr>
          <w:highlight w:val="magenta"/>
        </w:rPr>
        <w:t>”</w:t>
      </w:r>
      <w:r w:rsidR="000670BD" w:rsidRPr="000670BD">
        <w:rPr>
          <w:highlight w:val="magenta"/>
        </w:rPr>
        <w:t xml:space="preserve"> </w:t>
      </w:r>
      <w:r w:rsidR="00D16AC0">
        <w:rPr>
          <w:highlight w:val="magenta"/>
        </w:rPr>
        <w:t xml:space="preserve">button. </w:t>
      </w:r>
    </w:p>
    <w:p w14:paraId="3505F8A1" w14:textId="351D890C" w:rsidR="00860A5D" w:rsidRDefault="00D16AC0" w:rsidP="00D16AC0">
      <w:pPr>
        <w:pStyle w:val="aa"/>
        <w:rPr>
          <w:highlight w:val="magenta"/>
        </w:rPr>
      </w:pPr>
      <w:r>
        <w:rPr>
          <w:highlight w:val="magenta"/>
        </w:rPr>
        <w:t xml:space="preserve">The Treat button </w:t>
      </w:r>
      <w:r w:rsidR="000670BD" w:rsidRPr="000670BD">
        <w:rPr>
          <w:highlight w:val="magenta"/>
        </w:rPr>
        <w:t xml:space="preserve">should be on the same screen, after pressing the Ready Button </w:t>
      </w:r>
    </w:p>
    <w:p w14:paraId="491F6521" w14:textId="40173B94" w:rsidR="00D16AC0" w:rsidRPr="000670BD" w:rsidRDefault="00D16AC0" w:rsidP="00D16AC0">
      <w:pPr>
        <w:pStyle w:val="aa"/>
        <w:rPr>
          <w:highlight w:val="magenta"/>
        </w:rPr>
      </w:pPr>
    </w:p>
    <w:p w14:paraId="6C5CDC54" w14:textId="77777777" w:rsidR="00860A5D" w:rsidRDefault="00860A5D" w:rsidP="00860A5D">
      <w:pPr>
        <w:pStyle w:val="aa"/>
      </w:pPr>
    </w:p>
    <w:p w14:paraId="1EEE2771" w14:textId="77777777" w:rsidR="00062B33" w:rsidRDefault="00062B33">
      <w:r>
        <w:rPr>
          <w:noProof/>
        </w:rPr>
        <w:lastRenderedPageBreak/>
        <w:drawing>
          <wp:inline distT="0" distB="0" distL="0" distR="0" wp14:anchorId="7DA81BCD" wp14:editId="353F802F">
            <wp:extent cx="5939790" cy="4469765"/>
            <wp:effectExtent l="0" t="0" r="381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CCDA" w14:textId="77777777" w:rsidR="00062B33" w:rsidRDefault="00062B33"/>
    <w:p w14:paraId="0F9EA6E2" w14:textId="77777777" w:rsidR="00062B33" w:rsidRDefault="00062B33">
      <w:r>
        <w:rPr>
          <w:noProof/>
        </w:rPr>
        <w:lastRenderedPageBreak/>
        <w:drawing>
          <wp:inline distT="0" distB="0" distL="0" distR="0" wp14:anchorId="60255686" wp14:editId="13754F83">
            <wp:extent cx="5932805" cy="4440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4DDDA" w14:textId="563DA5E3" w:rsidR="00062B33" w:rsidRDefault="008D44CE">
      <w:pPr>
        <w:rPr>
          <w:rtl/>
        </w:rPr>
      </w:pPr>
      <w:r w:rsidRPr="008D44CE">
        <w:rPr>
          <w:highlight w:val="magenta"/>
        </w:rPr>
        <w:t xml:space="preserve">This screen is </w:t>
      </w:r>
      <w:r w:rsidRPr="008D44CE">
        <w:rPr>
          <w:rFonts w:hint="cs"/>
          <w:highlight w:val="magenta"/>
          <w:rtl/>
        </w:rPr>
        <w:t>מיותר</w:t>
      </w:r>
    </w:p>
    <w:p w14:paraId="226FE56A" w14:textId="77777777" w:rsidR="00062B33" w:rsidRDefault="000124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781F99" wp14:editId="1960DD3E">
                <wp:simplePos x="0" y="0"/>
                <wp:positionH relativeFrom="margin">
                  <wp:align>left</wp:align>
                </wp:positionH>
                <wp:positionV relativeFrom="paragraph">
                  <wp:posOffset>-679754</wp:posOffset>
                </wp:positionV>
                <wp:extent cx="1309421" cy="716890"/>
                <wp:effectExtent l="0" t="0" r="24130" b="121920"/>
                <wp:wrapNone/>
                <wp:docPr id="10" name="Speech Bubble: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421" cy="71689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9E86C9" w14:textId="77777777" w:rsidR="0001240D" w:rsidRDefault="0001240D" w:rsidP="0001240D">
                            <w:pPr>
                              <w:jc w:val="center"/>
                            </w:pPr>
                            <w:r>
                              <w:t>By Pressing here this service panel opens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6781F99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0" o:spid="_x0000_s1026" type="#_x0000_t61" style="position:absolute;margin-left:0;margin-top:-53.5pt;width:103.1pt;height:56.4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" adj="6300,24300" fillcolor="#5b9bd5 [3204]" strokecolor="#1f4d78 [1604]" strokeweight="1pt">
                <v:textbox>
                  <w:txbxContent>
                    <w:p w14:paraId="239E86C9" w14:textId="77777777" w:rsidR="0001240D" w:rsidRDefault="0001240D" w:rsidP="0001240D">
                      <w:pPr>
                        <w:jc w:val="center"/>
                      </w:pPr>
                      <w:r>
                        <w:t>By Pressing here this service panel opens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2B33">
        <w:rPr>
          <w:noProof/>
        </w:rPr>
        <w:drawing>
          <wp:inline distT="0" distB="0" distL="0" distR="0" wp14:anchorId="341450E4" wp14:editId="0A700B9B">
            <wp:extent cx="5939790" cy="4455160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0D898" w14:textId="77777777" w:rsidR="00062B33" w:rsidRDefault="00062B33"/>
    <w:p w14:paraId="3A0CFBF9" w14:textId="492B40DB" w:rsidR="000670BD" w:rsidRDefault="00B65F8F">
      <w:r>
        <w:rPr>
          <w:highlight w:val="magenta"/>
        </w:rPr>
        <w:t>O</w:t>
      </w:r>
      <w:r w:rsidR="000670BD" w:rsidRPr="000670BD">
        <w:rPr>
          <w:highlight w:val="magenta"/>
        </w:rPr>
        <w:t xml:space="preserve">ne service screen is </w:t>
      </w:r>
      <w:r w:rsidR="000670BD" w:rsidRPr="00B65F8F">
        <w:rPr>
          <w:highlight w:val="magenta"/>
        </w:rPr>
        <w:t>sufficient</w:t>
      </w:r>
      <w:r w:rsidRPr="00B65F8F">
        <w:rPr>
          <w:highlight w:val="magenta"/>
        </w:rPr>
        <w:t xml:space="preserve"> for service</w:t>
      </w:r>
    </w:p>
    <w:p w14:paraId="364204D4" w14:textId="77777777" w:rsidR="00062B33" w:rsidRDefault="000124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79E572" wp14:editId="6A63F95D">
                <wp:simplePos x="0" y="0"/>
                <wp:positionH relativeFrom="column">
                  <wp:posOffset>665099</wp:posOffset>
                </wp:positionH>
                <wp:positionV relativeFrom="paragraph">
                  <wp:posOffset>4425162</wp:posOffset>
                </wp:positionV>
                <wp:extent cx="1981835" cy="694690"/>
                <wp:effectExtent l="0" t="381000" r="18415" b="10160"/>
                <wp:wrapNone/>
                <wp:docPr id="11" name="Speech Bubble: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81835" cy="694690"/>
                        </a:xfrm>
                        <a:prstGeom prst="wedgeRectCallout">
                          <a:avLst>
                            <a:gd name="adj1" fmla="val 30188"/>
                            <a:gd name="adj2" fmla="val -10177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5378E7" w14:textId="77777777" w:rsidR="0001240D" w:rsidRDefault="0001240D" w:rsidP="0001240D">
                            <w:pPr>
                              <w:jc w:val="center"/>
                            </w:pPr>
                            <w:r>
                              <w:t>Selection of active sub panel. (Icons are only for example)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779E572" id="Speech Bubble: Rectangle 11" o:spid="_x0000_s1027" type="#_x0000_t61" style="position:absolute;margin-left:52.35pt;margin-top:348.45pt;width:156.05pt;height:54.7pt;flip:x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" adj="17321,-11183" fillcolor="#5b9bd5 [3204]" strokecolor="#1f4d78 [1604]" strokeweight="1pt">
                <v:textbox>
                  <w:txbxContent>
                    <w:p w14:paraId="4F5378E7" w14:textId="77777777" w:rsidR="0001240D" w:rsidRDefault="0001240D" w:rsidP="0001240D">
                      <w:pPr>
                        <w:jc w:val="center"/>
                      </w:pPr>
                      <w:r>
                        <w:t>Selection of active sub panel. (Icons are only for example)</w:t>
                      </w:r>
                    </w:p>
                  </w:txbxContent>
                </v:textbox>
              </v:shape>
            </w:pict>
          </mc:Fallback>
        </mc:AlternateContent>
      </w:r>
      <w:r w:rsidR="00062B33">
        <w:rPr>
          <w:noProof/>
        </w:rPr>
        <w:drawing>
          <wp:inline distT="0" distB="0" distL="0" distR="0" wp14:anchorId="18625268" wp14:editId="0F002FA8">
            <wp:extent cx="5939790" cy="4455160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3"/>
        </w:rPr>
        <w:commentReference w:id="44"/>
      </w:r>
    </w:p>
    <w:sectPr w:rsidR="00062B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4" w:author="Yuval" w:date="2016-11-07T20:09:00Z" w:initials="Y">
    <w:p w14:paraId="7C3E928A" w14:textId="77777777" w:rsidR="0001240D" w:rsidRDefault="0001240D">
      <w:pPr>
        <w:pStyle w:val="a4"/>
      </w:pPr>
      <w:r>
        <w:rPr>
          <w:rStyle w:val="a3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C3E928A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9D32E0"/>
    <w:multiLevelType w:val="hybridMultilevel"/>
    <w:tmpl w:val="BDC245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D54254"/>
    <w:multiLevelType w:val="hybridMultilevel"/>
    <w:tmpl w:val="E86AC7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E53C45"/>
    <w:multiLevelType w:val="hybridMultilevel"/>
    <w:tmpl w:val="EB7C7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Yariv">
    <w15:presenceInfo w15:providerId="None" w15:userId="Yariv"/>
  </w15:person>
  <w15:person w15:author="Yuval">
    <w15:presenceInfo w15:providerId="None" w15:userId="Yuva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B33"/>
    <w:rsid w:val="0001240D"/>
    <w:rsid w:val="000611BD"/>
    <w:rsid w:val="00062B33"/>
    <w:rsid w:val="000670BD"/>
    <w:rsid w:val="000971EF"/>
    <w:rsid w:val="000E1E2C"/>
    <w:rsid w:val="00233CA9"/>
    <w:rsid w:val="0028028E"/>
    <w:rsid w:val="002C128D"/>
    <w:rsid w:val="004C5A64"/>
    <w:rsid w:val="00577150"/>
    <w:rsid w:val="0060280B"/>
    <w:rsid w:val="006B2682"/>
    <w:rsid w:val="00735C6D"/>
    <w:rsid w:val="007C79AA"/>
    <w:rsid w:val="00860A5D"/>
    <w:rsid w:val="008D44CE"/>
    <w:rsid w:val="00926AA3"/>
    <w:rsid w:val="00940226"/>
    <w:rsid w:val="00987375"/>
    <w:rsid w:val="009E475B"/>
    <w:rsid w:val="00A54952"/>
    <w:rsid w:val="00B65F8F"/>
    <w:rsid w:val="00BA2426"/>
    <w:rsid w:val="00C2467B"/>
    <w:rsid w:val="00D16AC0"/>
    <w:rsid w:val="00D34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F0313"/>
  <w15:chartTrackingRefBased/>
  <w15:docId w15:val="{D037429E-BA37-414E-917E-DC31B618C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01240D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01240D"/>
    <w:pPr>
      <w:spacing w:line="240" w:lineRule="auto"/>
    </w:pPr>
    <w:rPr>
      <w:sz w:val="20"/>
      <w:szCs w:val="20"/>
    </w:rPr>
  </w:style>
  <w:style w:type="character" w:customStyle="1" w:styleId="a5">
    <w:name w:val="טקסט הערה תו"/>
    <w:basedOn w:val="a0"/>
    <w:link w:val="a4"/>
    <w:uiPriority w:val="99"/>
    <w:semiHidden/>
    <w:rsid w:val="0001240D"/>
    <w:rPr>
      <w:sz w:val="20"/>
      <w:szCs w:val="20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01240D"/>
    <w:rPr>
      <w:b/>
      <w:bCs/>
    </w:rPr>
  </w:style>
  <w:style w:type="character" w:customStyle="1" w:styleId="a7">
    <w:name w:val="נושא הערה תו"/>
    <w:basedOn w:val="a5"/>
    <w:link w:val="a6"/>
    <w:uiPriority w:val="99"/>
    <w:semiHidden/>
    <w:rsid w:val="0001240D"/>
    <w:rPr>
      <w:b/>
      <w:bCs/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0124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טקסט בלונים תו"/>
    <w:basedOn w:val="a0"/>
    <w:link w:val="a8"/>
    <w:uiPriority w:val="99"/>
    <w:semiHidden/>
    <w:rsid w:val="0001240D"/>
    <w:rPr>
      <w:rFonts w:ascii="Segoe UI" w:hAnsi="Segoe UI" w:cs="Segoe UI"/>
      <w:sz w:val="18"/>
      <w:szCs w:val="18"/>
    </w:rPr>
  </w:style>
  <w:style w:type="paragraph" w:styleId="aa">
    <w:name w:val="List Paragraph"/>
    <w:basedOn w:val="a"/>
    <w:uiPriority w:val="34"/>
    <w:qFormat/>
    <w:rsid w:val="00940226"/>
    <w:pPr>
      <w:ind w:left="720"/>
      <w:contextualSpacing/>
    </w:pPr>
  </w:style>
  <w:style w:type="table" w:styleId="ab">
    <w:name w:val="Table Grid"/>
    <w:basedOn w:val="a1"/>
    <w:uiPriority w:val="39"/>
    <w:rsid w:val="000971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emf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microsoft.com/office/2011/relationships/commentsExtended" Target="commentsExtended.xml"/><Relationship Id="rId10" Type="http://schemas.openxmlformats.org/officeDocument/2006/relationships/oleObject" Target="embeddings/oleObject1.bin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jpeg"/><Relationship Id="rId22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10</Pages>
  <Words>293</Words>
  <Characters>1465</Characters>
  <Application>Microsoft Office Word</Application>
  <DocSecurity>0</DocSecurity>
  <Lines>12</Lines>
  <Paragraphs>3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Yuval</dc:creator>
  <cp:keywords/>
  <dc:description/>
  <cp:lastModifiedBy>Yariv</cp:lastModifiedBy>
  <cp:revision>22</cp:revision>
  <dcterms:created xsi:type="dcterms:W3CDTF">2016-11-09T13:24:00Z</dcterms:created>
  <dcterms:modified xsi:type="dcterms:W3CDTF">2016-11-10T06:47:00Z</dcterms:modified>
</cp:coreProperties>
</file>